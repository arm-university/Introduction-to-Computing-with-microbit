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B04F2D" w14:textId="5E3C48AA" w:rsidR="00492EC5" w:rsidRPr="00DE7953" w:rsidRDefault="00A13EEC" w:rsidP="00492EC5">
      <w:pPr>
        <w:pStyle w:val="Heading1"/>
        <w:rPr>
          <w:rFonts w:ascii="Lato" w:hAnsi="Lato"/>
        </w:rPr>
      </w:pPr>
      <w:r>
        <w:rPr>
          <w:rFonts w:ascii="Lato" w:hAnsi="Lato"/>
        </w:rPr>
        <w:t xml:space="preserve">Lesson </w:t>
      </w:r>
      <w:r w:rsidR="00430444">
        <w:rPr>
          <w:rFonts w:ascii="Lato" w:hAnsi="Lato"/>
        </w:rPr>
        <w:t>1</w:t>
      </w:r>
      <w:r w:rsidR="00B35CF8">
        <w:rPr>
          <w:rFonts w:ascii="Lato" w:hAnsi="Lato"/>
        </w:rPr>
        <w:t xml:space="preserve"> – </w:t>
      </w:r>
      <w:r w:rsidR="00492EC5" w:rsidRPr="00DE7953">
        <w:rPr>
          <w:rFonts w:ascii="Lato" w:hAnsi="Lato"/>
        </w:rPr>
        <w:t xml:space="preserve">Name Badge </w:t>
      </w:r>
      <w:r w:rsidR="00DE7953" w:rsidRPr="00DE7953">
        <w:rPr>
          <w:rFonts w:ascii="Lato" w:hAnsi="Lato"/>
        </w:rPr>
        <w:t>Task</w:t>
      </w:r>
    </w:p>
    <w:p w14:paraId="79DD50EA" w14:textId="77777777" w:rsidR="00492EC5" w:rsidRPr="00DE7953" w:rsidRDefault="00492EC5" w:rsidP="000E633D">
      <w:pPr>
        <w:rPr>
          <w:rFonts w:ascii="Lato" w:hAnsi="Lato"/>
        </w:rPr>
      </w:pPr>
    </w:p>
    <w:p w14:paraId="0BDE99D8" w14:textId="01142AC0" w:rsidR="009B3136" w:rsidRDefault="00492EC5" w:rsidP="000E633D">
      <w:pPr>
        <w:rPr>
          <w:rStyle w:val="Hyperlink"/>
          <w:rFonts w:ascii="Lato" w:hAnsi="Lato"/>
        </w:rPr>
      </w:pPr>
      <w:r w:rsidRPr="00DE7953">
        <w:rPr>
          <w:rFonts w:ascii="Lato" w:hAnsi="Lato"/>
        </w:rPr>
        <w:t xml:space="preserve">Log into your computer and go to </w:t>
      </w:r>
      <w:hyperlink r:id="rId7" w:history="1">
        <w:r w:rsidRPr="00DE7953">
          <w:rPr>
            <w:rStyle w:val="Hyperlink"/>
            <w:rFonts w:ascii="Lato" w:hAnsi="Lato"/>
          </w:rPr>
          <w:t>https://makecode.microbit.org/</w:t>
        </w:r>
      </w:hyperlink>
    </w:p>
    <w:p w14:paraId="4457BA10" w14:textId="2BAF5F60" w:rsidR="009B3136" w:rsidRDefault="009B3136" w:rsidP="000E633D">
      <w:pPr>
        <w:rPr>
          <w:rStyle w:val="Hyperlink"/>
          <w:rFonts w:ascii="Lato" w:hAnsi="Lato"/>
        </w:rPr>
      </w:pPr>
      <w:r>
        <w:rPr>
          <w:rFonts w:ascii="Lato" w:hAnsi="Lato"/>
        </w:rPr>
        <w:t>Click on new project and give you program a descriptive name such as ‘</w:t>
      </w:r>
      <w:proofErr w:type="spellStart"/>
      <w:r>
        <w:rPr>
          <w:rFonts w:ascii="Lato" w:hAnsi="Lato"/>
        </w:rPr>
        <w:t>nameBadge</w:t>
      </w:r>
      <w:proofErr w:type="spellEnd"/>
      <w:r>
        <w:rPr>
          <w:rFonts w:ascii="Lato" w:hAnsi="Lato"/>
        </w:rPr>
        <w:t>’.</w:t>
      </w:r>
    </w:p>
    <w:p w14:paraId="564EB291" w14:textId="77777777" w:rsidR="009B3136" w:rsidRDefault="009B3136" w:rsidP="000E633D">
      <w:pPr>
        <w:rPr>
          <w:rStyle w:val="Hyperlink"/>
          <w:rFonts w:ascii="Lato" w:hAnsi="Lato"/>
        </w:rPr>
      </w:pPr>
    </w:p>
    <w:p w14:paraId="0EF01761" w14:textId="75C09CC0" w:rsidR="00492EC5" w:rsidRDefault="009B3136" w:rsidP="000E633D">
      <w:pPr>
        <w:rPr>
          <w:rStyle w:val="Hyperlink"/>
          <w:rFonts w:ascii="Lato" w:hAnsi="Lato"/>
        </w:rPr>
      </w:pPr>
      <w:r>
        <w:rPr>
          <w:rFonts w:ascii="Lato" w:hAnsi="Lato"/>
          <w:noProof/>
          <w:color w:val="0563C1" w:themeColor="hyperlink"/>
          <w:u w:val="single"/>
        </w:rPr>
        <w:drawing>
          <wp:inline distT="0" distB="0" distL="0" distR="0" wp14:anchorId="5D0D7B46" wp14:editId="5C450672">
            <wp:extent cx="2827176" cy="2292107"/>
            <wp:effectExtent l="0" t="0" r="5080" b="0"/>
            <wp:docPr id="14" name="Picture 1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ebsit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429" cy="230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AEBE" w14:textId="6E5CDCE7" w:rsidR="00923F20" w:rsidRPr="00DE7953" w:rsidRDefault="00492EC5" w:rsidP="000E633D">
      <w:pPr>
        <w:rPr>
          <w:rFonts w:ascii="Lato" w:hAnsi="Lato"/>
        </w:rPr>
      </w:pPr>
      <w:r w:rsidRPr="00DE7953">
        <w:rPr>
          <w:rFonts w:ascii="Lato" w:hAnsi="Lato"/>
        </w:rPr>
        <w:t xml:space="preserve">Click the </w:t>
      </w:r>
      <w:r w:rsidRPr="00DE7953">
        <w:rPr>
          <w:rFonts w:ascii="Lato" w:hAnsi="Lato"/>
          <w:b/>
        </w:rPr>
        <w:t>Basic</w:t>
      </w:r>
      <w:r w:rsidRPr="00DE7953">
        <w:rPr>
          <w:rFonts w:ascii="Lato" w:hAnsi="Lato"/>
        </w:rPr>
        <w:t xml:space="preserve"> tools category and drag across the </w:t>
      </w:r>
      <w:r w:rsidRPr="00DE7953">
        <w:rPr>
          <w:rFonts w:ascii="Lato" w:hAnsi="Lato"/>
          <w:b/>
          <w:i/>
        </w:rPr>
        <w:t>on start</w:t>
      </w:r>
      <w:r w:rsidRPr="00DE7953">
        <w:rPr>
          <w:rFonts w:ascii="Lato" w:hAnsi="Lato"/>
        </w:rPr>
        <w:t xml:space="preserve"> and the </w:t>
      </w:r>
      <w:r w:rsidRPr="00DE7953">
        <w:rPr>
          <w:rFonts w:ascii="Lato" w:hAnsi="Lato"/>
          <w:b/>
          <w:i/>
        </w:rPr>
        <w:t>show string</w:t>
      </w:r>
      <w:r w:rsidRPr="00DE7953">
        <w:rPr>
          <w:rFonts w:ascii="Lato" w:hAnsi="Lato"/>
        </w:rPr>
        <w:t xml:space="preserve"> </w:t>
      </w:r>
      <w:r w:rsidRPr="00620547">
        <w:rPr>
          <w:rFonts w:ascii="Lato" w:hAnsi="Lato"/>
          <w:b/>
          <w:bCs/>
          <w:color w:val="002B49"/>
        </w:rPr>
        <w:t>blocks</w:t>
      </w:r>
      <w:r w:rsidRPr="00DE7953">
        <w:rPr>
          <w:rFonts w:ascii="Lato" w:hAnsi="Lato"/>
        </w:rPr>
        <w:t xml:space="preserve"> as below.</w:t>
      </w:r>
    </w:p>
    <w:p w14:paraId="7B938F36" w14:textId="12E09FC8" w:rsidR="00492EC5" w:rsidRPr="00DE7953" w:rsidRDefault="00492EC5" w:rsidP="000E633D">
      <w:pPr>
        <w:rPr>
          <w:rFonts w:ascii="Lato" w:hAnsi="Lato"/>
        </w:rPr>
      </w:pPr>
      <w:r w:rsidRPr="00DE7953">
        <w:rPr>
          <w:rFonts w:ascii="Lato" w:hAnsi="Lato"/>
          <w:noProof/>
        </w:rPr>
        <w:drawing>
          <wp:inline distT="0" distB="0" distL="0" distR="0" wp14:anchorId="768F10DC" wp14:editId="3A1DCA4C">
            <wp:extent cx="4540906" cy="3544009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3073" cy="354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029D" w14:textId="77777777" w:rsidR="009B3136" w:rsidRDefault="009B3136" w:rsidP="000E633D">
      <w:pPr>
        <w:rPr>
          <w:ins w:id="0" w:author="G Edgell" w:date="2022-02-13T08:34:00Z"/>
          <w:rFonts w:ascii="Lato" w:hAnsi="Lato"/>
        </w:rPr>
      </w:pPr>
    </w:p>
    <w:p w14:paraId="1AD35FC6" w14:textId="77777777" w:rsidR="009B3136" w:rsidRDefault="009B3136" w:rsidP="000E633D">
      <w:pPr>
        <w:rPr>
          <w:ins w:id="1" w:author="G Edgell" w:date="2022-02-13T08:34:00Z"/>
          <w:rFonts w:ascii="Lato" w:hAnsi="Lato"/>
        </w:rPr>
      </w:pPr>
    </w:p>
    <w:p w14:paraId="4E5E895B" w14:textId="65E84607" w:rsidR="00492EC5" w:rsidRPr="00DE7953" w:rsidRDefault="00492EC5" w:rsidP="000E633D">
      <w:pPr>
        <w:rPr>
          <w:rFonts w:ascii="Lato" w:hAnsi="Lato"/>
        </w:rPr>
      </w:pPr>
      <w:r w:rsidRPr="00DE7953">
        <w:rPr>
          <w:rFonts w:ascii="Lato" w:hAnsi="Lato"/>
        </w:rPr>
        <w:lastRenderedPageBreak/>
        <w:t xml:space="preserve">Change the text from </w:t>
      </w:r>
      <w:r w:rsidR="005E1F6C">
        <w:rPr>
          <w:rFonts w:ascii="Lato" w:hAnsi="Lato"/>
        </w:rPr>
        <w:t>‘</w:t>
      </w:r>
      <w:r w:rsidRPr="000C0D82">
        <w:rPr>
          <w:rFonts w:ascii="Lato" w:hAnsi="Lato"/>
          <w:bCs/>
        </w:rPr>
        <w:t>Hello!</w:t>
      </w:r>
      <w:r w:rsidR="005E1F6C">
        <w:rPr>
          <w:rFonts w:ascii="Lato" w:hAnsi="Lato"/>
          <w:bCs/>
        </w:rPr>
        <w:t>’</w:t>
      </w:r>
      <w:r w:rsidRPr="00DE7953">
        <w:rPr>
          <w:rFonts w:ascii="Lato" w:hAnsi="Lato"/>
          <w:b/>
        </w:rPr>
        <w:t xml:space="preserve"> </w:t>
      </w:r>
      <w:r w:rsidRPr="00DE7953">
        <w:rPr>
          <w:rFonts w:ascii="Lato" w:hAnsi="Lato"/>
        </w:rPr>
        <w:t>to your own name.</w:t>
      </w:r>
    </w:p>
    <w:p w14:paraId="1305E38A" w14:textId="38AA6CA7" w:rsidR="00492EC5" w:rsidRPr="00DE7953" w:rsidRDefault="00492EC5" w:rsidP="000E633D">
      <w:pPr>
        <w:rPr>
          <w:rFonts w:ascii="Lato" w:hAnsi="Lato"/>
        </w:rPr>
      </w:pPr>
      <w:r w:rsidRPr="00DE7953">
        <w:rPr>
          <w:rFonts w:ascii="Lato" w:hAnsi="Lato"/>
        </w:rPr>
        <w:t>From:</w:t>
      </w:r>
    </w:p>
    <w:p w14:paraId="7D171EE7" w14:textId="1DD9A6A2" w:rsidR="00492EC5" w:rsidRPr="00DE7953" w:rsidRDefault="00492EC5" w:rsidP="000E633D">
      <w:pPr>
        <w:rPr>
          <w:rFonts w:ascii="Lato" w:hAnsi="Lato"/>
        </w:rPr>
      </w:pPr>
      <w:r w:rsidRPr="00DE7953">
        <w:rPr>
          <w:rFonts w:ascii="Lato" w:hAnsi="Lato"/>
          <w:noProof/>
        </w:rPr>
        <w:drawing>
          <wp:inline distT="0" distB="0" distL="0" distR="0" wp14:anchorId="1518195E" wp14:editId="6B3AC007">
            <wp:extent cx="1090464" cy="577347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8727" t="11035" r="3095" b="63065"/>
                    <a:stretch/>
                  </pic:blipFill>
                  <pic:spPr bwMode="auto">
                    <a:xfrm>
                      <a:off x="0" y="0"/>
                      <a:ext cx="1123336" cy="59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7953">
        <w:rPr>
          <w:rFonts w:ascii="Lato" w:hAnsi="Lato"/>
        </w:rPr>
        <w:t xml:space="preserve">  to </w:t>
      </w:r>
      <w:r w:rsidRPr="00DE7953">
        <w:rPr>
          <w:rFonts w:ascii="Lato" w:hAnsi="Lato"/>
          <w:noProof/>
        </w:rPr>
        <w:drawing>
          <wp:inline distT="0" distB="0" distL="0" distR="0" wp14:anchorId="6986D35B" wp14:editId="063F262E">
            <wp:extent cx="1018086" cy="55091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67305" cy="57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4BF6" w14:textId="4EAB9C8F" w:rsidR="00492EC5" w:rsidRPr="00DE7953" w:rsidRDefault="00492EC5" w:rsidP="000E633D">
      <w:pPr>
        <w:rPr>
          <w:rFonts w:ascii="Lato" w:hAnsi="Lato"/>
        </w:rPr>
      </w:pPr>
      <w:r w:rsidRPr="00DE7953">
        <w:rPr>
          <w:rFonts w:ascii="Lato" w:hAnsi="Lato"/>
        </w:rPr>
        <w:t xml:space="preserve">Congratulations! You have created your first program for the </w:t>
      </w:r>
      <w:proofErr w:type="spellStart"/>
      <w:r w:rsidRPr="00DE7953">
        <w:rPr>
          <w:rFonts w:ascii="Lato" w:hAnsi="Lato"/>
        </w:rPr>
        <w:t>micro:bit</w:t>
      </w:r>
      <w:proofErr w:type="spellEnd"/>
      <w:r w:rsidRPr="00DE7953">
        <w:rPr>
          <w:rFonts w:ascii="Lato" w:hAnsi="Lato"/>
        </w:rPr>
        <w:t xml:space="preserve">. </w:t>
      </w:r>
      <w:r w:rsidR="00620547">
        <w:rPr>
          <w:rFonts w:ascii="Lato" w:hAnsi="Lato"/>
        </w:rPr>
        <w:t>Y</w:t>
      </w:r>
      <w:r w:rsidR="00620547" w:rsidRPr="00DE7953">
        <w:rPr>
          <w:rFonts w:ascii="Lato" w:hAnsi="Lato"/>
        </w:rPr>
        <w:t xml:space="preserve">ou can see what the output </w:t>
      </w:r>
      <w:r w:rsidR="00620547">
        <w:rPr>
          <w:rFonts w:ascii="Lato" w:hAnsi="Lato"/>
        </w:rPr>
        <w:t>of y</w:t>
      </w:r>
      <w:r w:rsidRPr="00DE7953">
        <w:rPr>
          <w:rFonts w:ascii="Lato" w:hAnsi="Lato"/>
        </w:rPr>
        <w:t xml:space="preserve">our program will be </w:t>
      </w:r>
      <w:r w:rsidR="00620547">
        <w:rPr>
          <w:rFonts w:ascii="Lato" w:hAnsi="Lato"/>
        </w:rPr>
        <w:t>by using the simulator</w:t>
      </w:r>
      <w:r w:rsidRPr="00DE7953">
        <w:rPr>
          <w:rFonts w:ascii="Lato" w:hAnsi="Lato"/>
        </w:rPr>
        <w:t>:</w:t>
      </w:r>
    </w:p>
    <w:p w14:paraId="3F54517B" w14:textId="2A3E7B2C" w:rsidR="00492EC5" w:rsidRPr="00DE7953" w:rsidRDefault="00492EC5" w:rsidP="000E633D">
      <w:pPr>
        <w:rPr>
          <w:rFonts w:ascii="Lato" w:hAnsi="Lato"/>
        </w:rPr>
      </w:pPr>
      <w:r w:rsidRPr="00DE7953">
        <w:rPr>
          <w:rFonts w:ascii="Lato" w:hAnsi="Lato"/>
          <w:noProof/>
        </w:rPr>
        <w:drawing>
          <wp:inline distT="0" distB="0" distL="0" distR="0" wp14:anchorId="23612A2D" wp14:editId="475530D0">
            <wp:extent cx="1516218" cy="118711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33571" cy="120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2C70" w14:textId="38330EF6" w:rsidR="00B85FBE" w:rsidRDefault="00492EC5" w:rsidP="000E633D">
      <w:pPr>
        <w:rPr>
          <w:rFonts w:ascii="Lato" w:hAnsi="Lato"/>
        </w:rPr>
      </w:pPr>
      <w:r w:rsidRPr="00DE7953">
        <w:rPr>
          <w:rFonts w:ascii="Lato" w:hAnsi="Lato"/>
        </w:rPr>
        <w:t xml:space="preserve">Once you are happy with the program it is then necessary to transfer </w:t>
      </w:r>
      <w:r w:rsidR="008F7508" w:rsidRPr="00DE7953">
        <w:rPr>
          <w:rFonts w:ascii="Lato" w:hAnsi="Lato"/>
        </w:rPr>
        <w:t xml:space="preserve">it to your </w:t>
      </w:r>
      <w:proofErr w:type="spellStart"/>
      <w:r w:rsidR="008F7508" w:rsidRPr="00DE7953">
        <w:rPr>
          <w:rFonts w:ascii="Lato" w:hAnsi="Lato"/>
        </w:rPr>
        <w:t>micro:bit</w:t>
      </w:r>
      <w:proofErr w:type="spellEnd"/>
      <w:r w:rsidR="008F7508" w:rsidRPr="00DE7953">
        <w:rPr>
          <w:rFonts w:ascii="Lato" w:hAnsi="Lato"/>
        </w:rPr>
        <w:t xml:space="preserve">. First you must give your </w:t>
      </w:r>
      <w:r w:rsidR="008F7508" w:rsidRPr="000C0D82">
        <w:rPr>
          <w:rFonts w:ascii="Lato" w:hAnsi="Lato"/>
          <w:b/>
          <w:bCs/>
          <w:color w:val="002060"/>
        </w:rPr>
        <w:t>program</w:t>
      </w:r>
      <w:r w:rsidR="008F7508" w:rsidRPr="00DE7953">
        <w:rPr>
          <w:rFonts w:ascii="Lato" w:hAnsi="Lato"/>
        </w:rPr>
        <w:t xml:space="preserve"> a name. You need to make sure that the name describes the purpose of the program so that it will be easy to find in the future. </w:t>
      </w:r>
      <w:proofErr w:type="gramStart"/>
      <w:r w:rsidR="008F7508" w:rsidRPr="00DE7953">
        <w:rPr>
          <w:rFonts w:ascii="Lato" w:hAnsi="Lato"/>
        </w:rPr>
        <w:t>For the purpose of</w:t>
      </w:r>
      <w:proofErr w:type="gramEnd"/>
      <w:r w:rsidR="008F7508" w:rsidRPr="00DE7953">
        <w:rPr>
          <w:rFonts w:ascii="Lato" w:hAnsi="Lato"/>
        </w:rPr>
        <w:t xml:space="preserve"> this example, I have named the file </w:t>
      </w:r>
      <w:r w:rsidR="00E37CA5">
        <w:rPr>
          <w:rFonts w:ascii="Lato" w:hAnsi="Lato"/>
        </w:rPr>
        <w:t>‘</w:t>
      </w:r>
      <w:proofErr w:type="spellStart"/>
      <w:r w:rsidR="00B85FBE">
        <w:rPr>
          <w:rFonts w:ascii="Lato" w:hAnsi="Lato"/>
        </w:rPr>
        <w:t>nameBadge</w:t>
      </w:r>
      <w:proofErr w:type="spellEnd"/>
      <w:r w:rsidR="00B85FBE">
        <w:rPr>
          <w:rFonts w:ascii="Lato" w:hAnsi="Lato"/>
        </w:rPr>
        <w:t>’</w:t>
      </w:r>
      <w:r w:rsidR="008F7508" w:rsidRPr="00DE7953">
        <w:rPr>
          <w:rFonts w:ascii="Lato" w:hAnsi="Lato"/>
        </w:rPr>
        <w:t>.</w:t>
      </w:r>
    </w:p>
    <w:p w14:paraId="3A081822" w14:textId="2238C31E" w:rsidR="00492EC5" w:rsidRPr="00DE7953" w:rsidRDefault="00B85FBE" w:rsidP="000E633D">
      <w:pPr>
        <w:rPr>
          <w:rFonts w:ascii="Lato" w:hAnsi="Lato"/>
        </w:rPr>
      </w:pPr>
      <w:r>
        <w:rPr>
          <w:rFonts w:ascii="Lato" w:hAnsi="Lato"/>
          <w:noProof/>
        </w:rPr>
        <w:drawing>
          <wp:inline distT="0" distB="0" distL="0" distR="0" wp14:anchorId="575393AE" wp14:editId="2E930D61">
            <wp:extent cx="4294207" cy="41987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655" cy="43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8C76" w14:textId="415679D6" w:rsidR="008F7508" w:rsidRPr="00DE7953" w:rsidRDefault="008F7508" w:rsidP="000E633D">
      <w:pPr>
        <w:rPr>
          <w:rFonts w:ascii="Lato" w:hAnsi="Lato"/>
        </w:rPr>
      </w:pPr>
    </w:p>
    <w:p w14:paraId="793390CB" w14:textId="2BA48340" w:rsidR="008F7508" w:rsidRPr="00DE7953" w:rsidRDefault="00A13EEC" w:rsidP="000E633D">
      <w:pPr>
        <w:rPr>
          <w:rFonts w:ascii="Lato" w:hAnsi="Lato"/>
        </w:rPr>
      </w:pPr>
      <w:r>
        <w:rPr>
          <w:rFonts w:ascii="Lato" w:hAnsi="Lato"/>
        </w:rPr>
        <w:t>To p</w:t>
      </w:r>
      <w:r w:rsidR="008F7508" w:rsidRPr="00DE7953">
        <w:rPr>
          <w:rFonts w:ascii="Lato" w:hAnsi="Lato"/>
        </w:rPr>
        <w:t xml:space="preserve">ut your program on your </w:t>
      </w:r>
      <w:proofErr w:type="spellStart"/>
      <w:proofErr w:type="gramStart"/>
      <w:r w:rsidR="008F7508" w:rsidRPr="00DE7953">
        <w:rPr>
          <w:rFonts w:ascii="Lato" w:hAnsi="Lato"/>
        </w:rPr>
        <w:t>micro:bit</w:t>
      </w:r>
      <w:proofErr w:type="spellEnd"/>
      <w:proofErr w:type="gramEnd"/>
      <w:r w:rsidR="008F7508" w:rsidRPr="00DE7953">
        <w:rPr>
          <w:rFonts w:ascii="Lato" w:hAnsi="Lato"/>
        </w:rPr>
        <w:t xml:space="preserve"> </w:t>
      </w:r>
      <w:r>
        <w:rPr>
          <w:rFonts w:ascii="Lato" w:hAnsi="Lato"/>
        </w:rPr>
        <w:t>you must</w:t>
      </w:r>
      <w:r w:rsidR="008F7508" w:rsidRPr="00DE7953">
        <w:rPr>
          <w:rFonts w:ascii="Lato" w:hAnsi="Lato"/>
        </w:rPr>
        <w:t xml:space="preserve"> </w:t>
      </w:r>
      <w:r w:rsidR="008F7508" w:rsidRPr="000C0D82">
        <w:rPr>
          <w:rFonts w:ascii="Lato" w:hAnsi="Lato"/>
          <w:b/>
          <w:bCs/>
          <w:color w:val="002060"/>
        </w:rPr>
        <w:t>Download</w:t>
      </w:r>
      <w:r w:rsidR="008F7508" w:rsidRPr="00DE7953">
        <w:rPr>
          <w:rFonts w:ascii="Lato" w:hAnsi="Lato"/>
        </w:rPr>
        <w:t xml:space="preserve"> the </w:t>
      </w:r>
      <w:r w:rsidR="008F7508" w:rsidRPr="000C0D82">
        <w:rPr>
          <w:rFonts w:ascii="Lato" w:hAnsi="Lato"/>
          <w:b/>
          <w:bCs/>
          <w:color w:val="002060"/>
        </w:rPr>
        <w:t>.hex</w:t>
      </w:r>
      <w:r w:rsidR="008F7508" w:rsidRPr="000C0D82">
        <w:rPr>
          <w:rFonts w:ascii="Lato" w:hAnsi="Lato"/>
          <w:b/>
          <w:color w:val="002060"/>
        </w:rPr>
        <w:t xml:space="preserve"> </w:t>
      </w:r>
      <w:r w:rsidR="008F7508" w:rsidRPr="00DE7953">
        <w:rPr>
          <w:rFonts w:ascii="Lato" w:hAnsi="Lato"/>
        </w:rPr>
        <w:t xml:space="preserve">file and </w:t>
      </w:r>
      <w:r w:rsidR="008F7508" w:rsidRPr="000C0D82">
        <w:rPr>
          <w:rFonts w:ascii="Lato" w:hAnsi="Lato"/>
          <w:b/>
          <w:bCs/>
          <w:color w:val="002060"/>
        </w:rPr>
        <w:t>copy/paste</w:t>
      </w:r>
      <w:r w:rsidR="008F7508" w:rsidRPr="000C0D82">
        <w:rPr>
          <w:rFonts w:ascii="Lato" w:hAnsi="Lato"/>
          <w:color w:val="002060"/>
        </w:rPr>
        <w:t xml:space="preserve"> </w:t>
      </w:r>
      <w:r w:rsidR="008F7508" w:rsidRPr="00DE7953">
        <w:rPr>
          <w:rFonts w:ascii="Lato" w:hAnsi="Lato"/>
        </w:rPr>
        <w:t xml:space="preserve">it into the </w:t>
      </w:r>
      <w:proofErr w:type="spellStart"/>
      <w:r w:rsidR="008F7508" w:rsidRPr="00DE7953">
        <w:rPr>
          <w:rFonts w:ascii="Lato" w:hAnsi="Lato"/>
        </w:rPr>
        <w:t>mic</w:t>
      </w:r>
      <w:r w:rsidR="00DE7953">
        <w:rPr>
          <w:rFonts w:ascii="Lato" w:hAnsi="Lato"/>
        </w:rPr>
        <w:t>r</w:t>
      </w:r>
      <w:r w:rsidR="008F7508" w:rsidRPr="00DE7953">
        <w:rPr>
          <w:rFonts w:ascii="Lato" w:hAnsi="Lato"/>
        </w:rPr>
        <w:t>o:bit</w:t>
      </w:r>
      <w:proofErr w:type="spellEnd"/>
      <w:r>
        <w:rPr>
          <w:rFonts w:ascii="Lato" w:hAnsi="Lato"/>
        </w:rPr>
        <w:t>.</w:t>
      </w:r>
    </w:p>
    <w:p w14:paraId="205F317E" w14:textId="13FCA2D0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</w:rPr>
        <w:t xml:space="preserve">Click the </w:t>
      </w:r>
      <w:r w:rsidRPr="00DE7953">
        <w:rPr>
          <w:rFonts w:ascii="Lato" w:hAnsi="Lato"/>
          <w:b/>
        </w:rPr>
        <w:t>Download</w:t>
      </w:r>
      <w:r w:rsidRPr="00DE7953">
        <w:rPr>
          <w:rFonts w:ascii="Lato" w:hAnsi="Lato"/>
        </w:rPr>
        <w:t xml:space="preserve"> button.</w:t>
      </w:r>
    </w:p>
    <w:p w14:paraId="5DFEBCA2" w14:textId="6D023DB1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  <w:noProof/>
        </w:rPr>
        <w:drawing>
          <wp:inline distT="0" distB="0" distL="0" distR="0" wp14:anchorId="7F80F560" wp14:editId="406FE895">
            <wp:extent cx="1277888" cy="263679"/>
            <wp:effectExtent l="0" t="0" r="508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282" r="42940"/>
                    <a:stretch/>
                  </pic:blipFill>
                  <pic:spPr bwMode="auto">
                    <a:xfrm>
                      <a:off x="0" y="0"/>
                      <a:ext cx="1325827" cy="273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5AB29" w14:textId="011B5620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</w:rPr>
        <w:t>You will see this dialogue box appear.</w:t>
      </w:r>
    </w:p>
    <w:p w14:paraId="10C3BB4E" w14:textId="11D9101D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  <w:noProof/>
        </w:rPr>
        <w:drawing>
          <wp:inline distT="0" distB="0" distL="0" distR="0" wp14:anchorId="64B2F703" wp14:editId="11EBEAE6">
            <wp:extent cx="2777277" cy="865585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5031" cy="86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7791" w14:textId="152515CC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</w:rPr>
        <w:t xml:space="preserve">If you look in your </w:t>
      </w:r>
      <w:r w:rsidRPr="00DE7953">
        <w:rPr>
          <w:rFonts w:ascii="Lato" w:hAnsi="Lato"/>
          <w:b/>
        </w:rPr>
        <w:t>Download</w:t>
      </w:r>
      <w:r w:rsidRPr="00DE7953">
        <w:rPr>
          <w:rFonts w:ascii="Lato" w:hAnsi="Lato"/>
        </w:rPr>
        <w:t xml:space="preserve"> folder you should find your </w:t>
      </w:r>
      <w:r w:rsidRPr="00DE7953">
        <w:rPr>
          <w:rFonts w:ascii="Lato" w:hAnsi="Lato"/>
          <w:b/>
        </w:rPr>
        <w:t xml:space="preserve">.hex </w:t>
      </w:r>
      <w:r w:rsidRPr="00DE7953">
        <w:rPr>
          <w:rFonts w:ascii="Lato" w:hAnsi="Lato"/>
        </w:rPr>
        <w:t>file. If not, it will be wherever the download folder has been set to.</w:t>
      </w:r>
    </w:p>
    <w:p w14:paraId="114815B4" w14:textId="77777777" w:rsidR="008F7508" w:rsidRPr="00DE7953" w:rsidRDefault="008F7508" w:rsidP="000E633D">
      <w:pPr>
        <w:rPr>
          <w:rFonts w:ascii="Lato" w:hAnsi="Lato"/>
        </w:rPr>
      </w:pPr>
    </w:p>
    <w:p w14:paraId="51DCBC70" w14:textId="7827940F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</w:rPr>
        <w:t xml:space="preserve">If you haven’t already done so you will need to connect your </w:t>
      </w:r>
      <w:proofErr w:type="spellStart"/>
      <w:proofErr w:type="gramStart"/>
      <w:r w:rsidRPr="00DE7953">
        <w:rPr>
          <w:rFonts w:ascii="Lato" w:hAnsi="Lato"/>
        </w:rPr>
        <w:t>micro:bit</w:t>
      </w:r>
      <w:proofErr w:type="spellEnd"/>
      <w:proofErr w:type="gramEnd"/>
      <w:r w:rsidRPr="00DE7953">
        <w:rPr>
          <w:rFonts w:ascii="Lato" w:hAnsi="Lato"/>
        </w:rPr>
        <w:t xml:space="preserve"> to your computer using a micro </w:t>
      </w:r>
      <w:r w:rsidRPr="000C0D82">
        <w:rPr>
          <w:rFonts w:ascii="Lato" w:hAnsi="Lato"/>
          <w:b/>
          <w:bCs/>
          <w:color w:val="002060"/>
        </w:rPr>
        <w:t>USB</w:t>
      </w:r>
      <w:r w:rsidRPr="00DE7953">
        <w:rPr>
          <w:rFonts w:ascii="Lato" w:hAnsi="Lato"/>
        </w:rPr>
        <w:t xml:space="preserve"> cable.</w:t>
      </w:r>
    </w:p>
    <w:p w14:paraId="21680CA5" w14:textId="5BD9D48B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  <w:noProof/>
        </w:rPr>
        <w:lastRenderedPageBreak/>
        <w:drawing>
          <wp:inline distT="0" distB="0" distL="0" distR="0" wp14:anchorId="68345D1D" wp14:editId="7ED0A8DF">
            <wp:extent cx="1809447" cy="1124541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16030" cy="11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C691" w14:textId="24B11B86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</w:rPr>
        <w:t xml:space="preserve">Your </w:t>
      </w:r>
      <w:proofErr w:type="spellStart"/>
      <w:r w:rsidRPr="00DE7953">
        <w:rPr>
          <w:rFonts w:ascii="Lato" w:hAnsi="Lato"/>
        </w:rPr>
        <w:t>micro;bit</w:t>
      </w:r>
      <w:proofErr w:type="spellEnd"/>
      <w:r w:rsidRPr="00DE7953">
        <w:rPr>
          <w:rFonts w:ascii="Lato" w:hAnsi="Lato"/>
        </w:rPr>
        <w:t xml:space="preserve"> should appear as a removable drive in your file system.</w:t>
      </w:r>
    </w:p>
    <w:p w14:paraId="3979B727" w14:textId="1462B7DE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  <w:noProof/>
        </w:rPr>
        <w:drawing>
          <wp:inline distT="0" distB="0" distL="0" distR="0" wp14:anchorId="32E7E041" wp14:editId="3D7DF655">
            <wp:extent cx="1425555" cy="80019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30256" cy="80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869B" w14:textId="66054AB4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</w:rPr>
        <w:t xml:space="preserve">You now need to </w:t>
      </w:r>
      <w:r w:rsidRPr="00DE7953">
        <w:rPr>
          <w:rFonts w:ascii="Lato" w:hAnsi="Lato"/>
          <w:b/>
        </w:rPr>
        <w:t>Copy</w:t>
      </w:r>
      <w:r w:rsidRPr="00DE7953">
        <w:rPr>
          <w:rFonts w:ascii="Lato" w:hAnsi="Lato"/>
        </w:rPr>
        <w:t xml:space="preserve"> (Ctrl + C) the .hex file from your </w:t>
      </w:r>
      <w:r w:rsidRPr="00DE7953">
        <w:rPr>
          <w:rFonts w:ascii="Lato" w:hAnsi="Lato"/>
          <w:b/>
        </w:rPr>
        <w:t>Download</w:t>
      </w:r>
      <w:r w:rsidRPr="00DE7953">
        <w:rPr>
          <w:rFonts w:ascii="Lato" w:hAnsi="Lato"/>
        </w:rPr>
        <w:t xml:space="preserve"> folder into the </w:t>
      </w:r>
      <w:proofErr w:type="spellStart"/>
      <w:r w:rsidRPr="00DE7953">
        <w:rPr>
          <w:rFonts w:ascii="Lato" w:hAnsi="Lato"/>
        </w:rPr>
        <w:t>micro:bit</w:t>
      </w:r>
      <w:proofErr w:type="spellEnd"/>
      <w:r w:rsidRPr="00DE7953">
        <w:rPr>
          <w:rFonts w:ascii="Lato" w:hAnsi="Lato"/>
        </w:rPr>
        <w:t>.</w:t>
      </w:r>
    </w:p>
    <w:p w14:paraId="740FDAB1" w14:textId="757D1594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</w:rPr>
        <w:t>You can drag and drop or copy and paste the .</w:t>
      </w:r>
      <w:r w:rsidRPr="00DE7953">
        <w:rPr>
          <w:rFonts w:ascii="Lato" w:hAnsi="Lato"/>
          <w:b/>
        </w:rPr>
        <w:t xml:space="preserve">hex </w:t>
      </w:r>
      <w:r w:rsidRPr="00DE7953">
        <w:rPr>
          <w:rFonts w:ascii="Lato" w:hAnsi="Lato"/>
        </w:rPr>
        <w:t xml:space="preserve">file into the MICROBIT folder. There are some files already on the </w:t>
      </w:r>
      <w:proofErr w:type="spellStart"/>
      <w:r w:rsidRPr="00DE7953">
        <w:rPr>
          <w:rFonts w:ascii="Lato" w:hAnsi="Lato"/>
        </w:rPr>
        <w:t>micro:bit</w:t>
      </w:r>
      <w:proofErr w:type="spellEnd"/>
      <w:r w:rsidRPr="00DE7953">
        <w:rPr>
          <w:rFonts w:ascii="Lato" w:hAnsi="Lato"/>
        </w:rPr>
        <w:t xml:space="preserve"> but don’t worry about these.</w:t>
      </w:r>
    </w:p>
    <w:p w14:paraId="5AB1D855" w14:textId="73C52199" w:rsidR="008F7508" w:rsidRPr="00DE7953" w:rsidRDefault="008F7508" w:rsidP="000E633D">
      <w:pPr>
        <w:rPr>
          <w:rFonts w:ascii="Lato" w:hAnsi="Lato"/>
        </w:rPr>
      </w:pPr>
    </w:p>
    <w:p w14:paraId="6CA6D9EC" w14:textId="3CCE7A6D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  <w:noProof/>
        </w:rPr>
        <w:drawing>
          <wp:inline distT="0" distB="0" distL="0" distR="0" wp14:anchorId="378D2679" wp14:editId="2A5D9633">
            <wp:extent cx="2230410" cy="1215413"/>
            <wp:effectExtent l="0" t="0" r="508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45567" cy="12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83E8" w14:textId="08B76203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</w:rPr>
        <w:t xml:space="preserve">When you drag the .hex file into the </w:t>
      </w:r>
      <w:proofErr w:type="spellStart"/>
      <w:r w:rsidRPr="00DE7953">
        <w:rPr>
          <w:rFonts w:ascii="Lato" w:hAnsi="Lato"/>
        </w:rPr>
        <w:t>micro:bit</w:t>
      </w:r>
      <w:proofErr w:type="spellEnd"/>
      <w:r w:rsidRPr="00DE7953">
        <w:rPr>
          <w:rFonts w:ascii="Lato" w:hAnsi="Lato"/>
        </w:rPr>
        <w:t xml:space="preserve"> you will see a progress window.</w:t>
      </w:r>
    </w:p>
    <w:p w14:paraId="7E37B0E7" w14:textId="3AD6FEA4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  <w:noProof/>
        </w:rPr>
        <w:drawing>
          <wp:inline distT="0" distB="0" distL="0" distR="0" wp14:anchorId="6A46311D" wp14:editId="67310681">
            <wp:extent cx="2209326" cy="855704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33384" cy="86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224" w14:textId="6BBE48D5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</w:rPr>
        <w:t xml:space="preserve">Once the file has transferred the </w:t>
      </w:r>
      <w:proofErr w:type="spellStart"/>
      <w:proofErr w:type="gramStart"/>
      <w:r w:rsidRPr="00DE7953">
        <w:rPr>
          <w:rFonts w:ascii="Lato" w:hAnsi="Lato"/>
        </w:rPr>
        <w:t>micro:bit</w:t>
      </w:r>
      <w:proofErr w:type="spellEnd"/>
      <w:proofErr w:type="gramEnd"/>
      <w:r w:rsidRPr="00DE7953">
        <w:rPr>
          <w:rFonts w:ascii="Lato" w:hAnsi="Lato"/>
        </w:rPr>
        <w:t xml:space="preserve"> window will </w:t>
      </w:r>
      <w:r w:rsidR="00524EED" w:rsidRPr="00DE7953">
        <w:rPr>
          <w:rFonts w:ascii="Lato" w:hAnsi="Lato"/>
        </w:rPr>
        <w:t>close</w:t>
      </w:r>
      <w:r w:rsidRPr="00DE7953">
        <w:rPr>
          <w:rFonts w:ascii="Lato" w:hAnsi="Lato"/>
        </w:rPr>
        <w:t xml:space="preserve"> and your program will run on the </w:t>
      </w:r>
      <w:proofErr w:type="spellStart"/>
      <w:r w:rsidRPr="00DE7953">
        <w:rPr>
          <w:rFonts w:ascii="Lato" w:hAnsi="Lato"/>
        </w:rPr>
        <w:t>micro:bit</w:t>
      </w:r>
      <w:proofErr w:type="spellEnd"/>
      <w:r w:rsidRPr="00DE7953">
        <w:rPr>
          <w:rFonts w:ascii="Lato" w:hAnsi="Lato"/>
        </w:rPr>
        <w:t>.</w:t>
      </w:r>
    </w:p>
    <w:p w14:paraId="2620614B" w14:textId="31AD62ED" w:rsidR="00DB71CF" w:rsidRPr="000C0D82" w:rsidRDefault="00DB71CF" w:rsidP="00DB71CF">
      <w:pPr>
        <w:pStyle w:val="Heading1"/>
        <w:rPr>
          <w:rFonts w:ascii="Lato" w:hAnsi="Lato"/>
          <w:sz w:val="26"/>
          <w:szCs w:val="26"/>
        </w:rPr>
      </w:pPr>
      <w:r w:rsidRPr="000C0D82">
        <w:rPr>
          <w:rFonts w:ascii="Lato" w:hAnsi="Lato"/>
          <w:sz w:val="26"/>
          <w:szCs w:val="26"/>
        </w:rPr>
        <w:t>Stretch Tasks</w:t>
      </w:r>
    </w:p>
    <w:p w14:paraId="63B8DA43" w14:textId="3FA85720" w:rsidR="00DB71CF" w:rsidRPr="00DE7953" w:rsidRDefault="00DB71CF" w:rsidP="00DB71CF">
      <w:pPr>
        <w:pStyle w:val="ListParagraph"/>
        <w:numPr>
          <w:ilvl w:val="0"/>
          <w:numId w:val="8"/>
        </w:numPr>
        <w:rPr>
          <w:rFonts w:ascii="Lato" w:hAnsi="Lato"/>
        </w:rPr>
      </w:pPr>
      <w:r w:rsidRPr="00DE7953">
        <w:rPr>
          <w:rFonts w:ascii="Lato" w:hAnsi="Lato"/>
        </w:rPr>
        <w:t>Why did the text only appear once? Make the text appear forever</w:t>
      </w:r>
    </w:p>
    <w:p w14:paraId="70438E3B" w14:textId="55DE07F6" w:rsidR="00E3204E" w:rsidRPr="00DE7953" w:rsidRDefault="00DB71CF" w:rsidP="00E3204E">
      <w:pPr>
        <w:pStyle w:val="ListParagraph"/>
        <w:numPr>
          <w:ilvl w:val="0"/>
          <w:numId w:val="8"/>
        </w:numPr>
        <w:rPr>
          <w:rFonts w:ascii="Lato" w:hAnsi="Lato"/>
        </w:rPr>
      </w:pPr>
      <w:r w:rsidRPr="00DE7953">
        <w:rPr>
          <w:rFonts w:ascii="Lato" w:hAnsi="Lato"/>
        </w:rPr>
        <w:t>Make a program that displays one of the icons below</w:t>
      </w:r>
      <w:r w:rsidR="00A13EEC">
        <w:rPr>
          <w:rFonts w:ascii="Lato" w:hAnsi="Lato"/>
        </w:rPr>
        <w:t xml:space="preserve"> on the </w:t>
      </w:r>
      <w:r w:rsidR="00A13EEC" w:rsidRPr="00A13EEC">
        <w:rPr>
          <w:rFonts w:ascii="Lato" w:hAnsi="Lato"/>
          <w:b/>
          <w:bCs/>
          <w:color w:val="002B49"/>
        </w:rPr>
        <w:t>LEDs</w:t>
      </w:r>
    </w:p>
    <w:p w14:paraId="27ADCEA7" w14:textId="51DDA0DA" w:rsidR="00E3204E" w:rsidRPr="00DE7953" w:rsidRDefault="00E3204E" w:rsidP="00E3204E">
      <w:pPr>
        <w:pStyle w:val="ListParagraph"/>
        <w:rPr>
          <w:rFonts w:ascii="Lato" w:hAnsi="Lato"/>
        </w:rPr>
      </w:pPr>
    </w:p>
    <w:p w14:paraId="3E70B046" w14:textId="21A9DAE8" w:rsidR="00E3204E" w:rsidRPr="00DE7953" w:rsidRDefault="00E3204E" w:rsidP="00E3204E">
      <w:pPr>
        <w:pStyle w:val="ListParagraph"/>
        <w:rPr>
          <w:rFonts w:ascii="Lato" w:hAnsi="Lato"/>
        </w:rPr>
      </w:pPr>
      <w:r w:rsidRPr="00DE7953">
        <w:rPr>
          <w:rFonts w:ascii="Lato" w:hAnsi="Lato"/>
          <w:noProof/>
        </w:rPr>
        <w:drawing>
          <wp:inline distT="0" distB="0" distL="0" distR="0" wp14:anchorId="0C3FCBB4" wp14:editId="57E6E26F">
            <wp:extent cx="1394736" cy="142774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98443" cy="143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7A51" w14:textId="67B6F3C7" w:rsidR="00DB71CF" w:rsidRPr="00DE7953" w:rsidRDefault="00DB71CF" w:rsidP="00DB71CF">
      <w:pPr>
        <w:pStyle w:val="ListParagraph"/>
        <w:numPr>
          <w:ilvl w:val="0"/>
          <w:numId w:val="8"/>
        </w:numPr>
        <w:rPr>
          <w:rFonts w:ascii="Lato" w:hAnsi="Lato"/>
        </w:rPr>
      </w:pPr>
      <w:r w:rsidRPr="00DE7953">
        <w:rPr>
          <w:rFonts w:ascii="Lato" w:hAnsi="Lato"/>
        </w:rPr>
        <w:lastRenderedPageBreak/>
        <w:t xml:space="preserve">Make your own icon using the </w:t>
      </w:r>
      <w:r w:rsidRPr="00DE7953">
        <w:rPr>
          <w:rFonts w:ascii="Lato" w:hAnsi="Lato"/>
          <w:b/>
          <w:i/>
        </w:rPr>
        <w:t xml:space="preserve">show </w:t>
      </w:r>
      <w:proofErr w:type="spellStart"/>
      <w:r w:rsidRPr="00DE7953">
        <w:rPr>
          <w:rFonts w:ascii="Lato" w:hAnsi="Lato"/>
          <w:b/>
          <w:i/>
        </w:rPr>
        <w:t>leds</w:t>
      </w:r>
      <w:proofErr w:type="spellEnd"/>
      <w:r w:rsidRPr="00DE7953">
        <w:rPr>
          <w:rFonts w:ascii="Lato" w:hAnsi="Lato"/>
        </w:rPr>
        <w:t xml:space="preserve"> block</w:t>
      </w:r>
    </w:p>
    <w:p w14:paraId="70B3160C" w14:textId="6D6C011E" w:rsidR="00E3204E" w:rsidRPr="00DE7953" w:rsidRDefault="00E3204E" w:rsidP="00DB71CF">
      <w:pPr>
        <w:pStyle w:val="ListParagraph"/>
        <w:numPr>
          <w:ilvl w:val="0"/>
          <w:numId w:val="8"/>
        </w:numPr>
        <w:rPr>
          <w:rFonts w:ascii="Lato" w:hAnsi="Lato"/>
        </w:rPr>
      </w:pPr>
      <w:r w:rsidRPr="00DE7953">
        <w:rPr>
          <w:rFonts w:ascii="Lato" w:hAnsi="Lato"/>
        </w:rPr>
        <w:t>Make a program that counts down from 5 seconds to 1 second and then displays a smiley face for 5 seconds</w:t>
      </w:r>
    </w:p>
    <w:p w14:paraId="6373CA44" w14:textId="492399D9" w:rsidR="00E3204E" w:rsidRPr="000C0D82" w:rsidRDefault="00E3204E" w:rsidP="00E3204E">
      <w:pPr>
        <w:pStyle w:val="Heading1"/>
        <w:rPr>
          <w:rFonts w:ascii="Lato" w:hAnsi="Lato"/>
          <w:sz w:val="26"/>
          <w:szCs w:val="26"/>
        </w:rPr>
      </w:pPr>
      <w:r w:rsidRPr="000C0D82">
        <w:rPr>
          <w:rFonts w:ascii="Lato" w:hAnsi="Lato"/>
          <w:sz w:val="26"/>
          <w:szCs w:val="26"/>
        </w:rPr>
        <w:t>Final Thoughts</w:t>
      </w:r>
    </w:p>
    <w:p w14:paraId="75D1F89D" w14:textId="0C23F74D" w:rsidR="00E3204E" w:rsidRPr="00DE7953" w:rsidRDefault="00E3204E" w:rsidP="00E3204E">
      <w:pPr>
        <w:rPr>
          <w:rFonts w:ascii="Lato" w:hAnsi="Lato"/>
        </w:rPr>
      </w:pPr>
      <w:r w:rsidRPr="00DE7953">
        <w:rPr>
          <w:rFonts w:ascii="Lato" w:hAnsi="Lato"/>
        </w:rPr>
        <w:t>You have just learned to:</w:t>
      </w:r>
    </w:p>
    <w:p w14:paraId="5AD2EE68" w14:textId="58BA7782" w:rsidR="00E3204E" w:rsidRPr="00DE7953" w:rsidRDefault="00E3204E" w:rsidP="00E3204E">
      <w:pPr>
        <w:pStyle w:val="ListParagraph"/>
        <w:numPr>
          <w:ilvl w:val="0"/>
          <w:numId w:val="9"/>
        </w:numPr>
        <w:rPr>
          <w:rFonts w:ascii="Lato" w:hAnsi="Lato"/>
        </w:rPr>
      </w:pPr>
      <w:r w:rsidRPr="00DE7953">
        <w:rPr>
          <w:rFonts w:ascii="Lato" w:hAnsi="Lato"/>
        </w:rPr>
        <w:t>Create basic prog</w:t>
      </w:r>
      <w:r w:rsidR="00262B71">
        <w:rPr>
          <w:rFonts w:ascii="Lato" w:hAnsi="Lato"/>
        </w:rPr>
        <w:t>r</w:t>
      </w:r>
      <w:r w:rsidRPr="00DE7953">
        <w:rPr>
          <w:rFonts w:ascii="Lato" w:hAnsi="Lato"/>
        </w:rPr>
        <w:t xml:space="preserve">ams using </w:t>
      </w:r>
      <w:proofErr w:type="spellStart"/>
      <w:r w:rsidRPr="00DE7953">
        <w:rPr>
          <w:rFonts w:ascii="Lato" w:hAnsi="Lato"/>
        </w:rPr>
        <w:t>MakeCode</w:t>
      </w:r>
      <w:proofErr w:type="spellEnd"/>
    </w:p>
    <w:p w14:paraId="3675108C" w14:textId="088E1247" w:rsidR="00E3204E" w:rsidRPr="00DE7953" w:rsidRDefault="00E3204E" w:rsidP="00E3204E">
      <w:pPr>
        <w:pStyle w:val="ListParagraph"/>
        <w:numPr>
          <w:ilvl w:val="0"/>
          <w:numId w:val="9"/>
        </w:numPr>
        <w:rPr>
          <w:rFonts w:ascii="Lato" w:hAnsi="Lato"/>
        </w:rPr>
      </w:pPr>
      <w:r w:rsidRPr="00DE7953">
        <w:rPr>
          <w:rFonts w:ascii="Lato" w:hAnsi="Lato"/>
        </w:rPr>
        <w:t>Name and save your programs</w:t>
      </w:r>
    </w:p>
    <w:p w14:paraId="4D5FD1E8" w14:textId="74C5BB2E" w:rsidR="00E3204E" w:rsidRPr="00DE7953" w:rsidRDefault="00E3204E" w:rsidP="00E3204E">
      <w:pPr>
        <w:pStyle w:val="ListParagraph"/>
        <w:numPr>
          <w:ilvl w:val="0"/>
          <w:numId w:val="9"/>
        </w:numPr>
        <w:rPr>
          <w:rFonts w:ascii="Lato" w:hAnsi="Lato"/>
        </w:rPr>
      </w:pPr>
      <w:r w:rsidRPr="00DE7953">
        <w:rPr>
          <w:rFonts w:ascii="Lato" w:hAnsi="Lato"/>
        </w:rPr>
        <w:t>Upload prog</w:t>
      </w:r>
      <w:r w:rsidR="00262B71">
        <w:rPr>
          <w:rFonts w:ascii="Lato" w:hAnsi="Lato"/>
        </w:rPr>
        <w:t>r</w:t>
      </w:r>
      <w:r w:rsidRPr="00DE7953">
        <w:rPr>
          <w:rFonts w:ascii="Lato" w:hAnsi="Lato"/>
        </w:rPr>
        <w:t xml:space="preserve">ams to your </w:t>
      </w:r>
      <w:proofErr w:type="spellStart"/>
      <w:proofErr w:type="gramStart"/>
      <w:r w:rsidRPr="00DE7953">
        <w:rPr>
          <w:rFonts w:ascii="Lato" w:hAnsi="Lato"/>
        </w:rPr>
        <w:t>micro</w:t>
      </w:r>
      <w:r w:rsidR="000C0D82">
        <w:rPr>
          <w:rFonts w:ascii="Lato" w:hAnsi="Lato"/>
        </w:rPr>
        <w:t>:</w:t>
      </w:r>
      <w:r w:rsidRPr="00DE7953">
        <w:rPr>
          <w:rFonts w:ascii="Lato" w:hAnsi="Lato"/>
        </w:rPr>
        <w:t>bit</w:t>
      </w:r>
      <w:proofErr w:type="spellEnd"/>
      <w:proofErr w:type="gramEnd"/>
    </w:p>
    <w:p w14:paraId="1CE3270D" w14:textId="3EB444D8" w:rsidR="00E3204E" w:rsidRPr="00DE7953" w:rsidRDefault="00E3204E" w:rsidP="00E3204E">
      <w:pPr>
        <w:pStyle w:val="ListParagraph"/>
        <w:numPr>
          <w:ilvl w:val="0"/>
          <w:numId w:val="9"/>
        </w:numPr>
        <w:rPr>
          <w:rFonts w:ascii="Lato" w:hAnsi="Lato"/>
        </w:rPr>
      </w:pPr>
      <w:r w:rsidRPr="00DE7953">
        <w:rPr>
          <w:rFonts w:ascii="Lato" w:hAnsi="Lato"/>
        </w:rPr>
        <w:t>Extend your program</w:t>
      </w:r>
    </w:p>
    <w:p w14:paraId="24C1EF9B" w14:textId="4F340970" w:rsidR="00E3204E" w:rsidRPr="00DE7953" w:rsidRDefault="00E3204E" w:rsidP="00E3204E">
      <w:pPr>
        <w:rPr>
          <w:rFonts w:ascii="Lato" w:hAnsi="Lato"/>
        </w:rPr>
      </w:pPr>
      <w:r w:rsidRPr="00DE7953">
        <w:rPr>
          <w:rFonts w:ascii="Lato" w:hAnsi="Lato"/>
        </w:rPr>
        <w:t xml:space="preserve">These are the essential skills for using a </w:t>
      </w:r>
      <w:proofErr w:type="spellStart"/>
      <w:r w:rsidRPr="00DE7953">
        <w:rPr>
          <w:rFonts w:ascii="Lato" w:hAnsi="Lato"/>
        </w:rPr>
        <w:t>micro:bit</w:t>
      </w:r>
      <w:proofErr w:type="spellEnd"/>
      <w:r w:rsidRPr="00DE7953">
        <w:rPr>
          <w:rFonts w:ascii="Lato" w:hAnsi="Lato"/>
        </w:rPr>
        <w:t>. You will be doing this a lot in this course!</w:t>
      </w:r>
    </w:p>
    <w:sectPr w:rsidR="00E3204E" w:rsidRPr="00DE7953" w:rsidSect="006B36F6">
      <w:headerReference w:type="default" r:id="rId20"/>
      <w:footerReference w:type="default" r:id="rId21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469301" w14:textId="77777777" w:rsidR="003B55BF" w:rsidRDefault="003B55BF" w:rsidP="006B36F6">
      <w:pPr>
        <w:spacing w:after="0" w:line="240" w:lineRule="auto"/>
      </w:pPr>
      <w:r>
        <w:separator/>
      </w:r>
    </w:p>
  </w:endnote>
  <w:endnote w:type="continuationSeparator" w:id="0">
    <w:p w14:paraId="627B6801" w14:textId="77777777" w:rsidR="003B55BF" w:rsidRDefault="003B55BF" w:rsidP="006B3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2111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084410" w14:textId="6691BF13" w:rsidR="006B36F6" w:rsidRDefault="006B36F6" w:rsidP="006B36F6">
        <w:pPr>
          <w:pStyle w:val="Footer"/>
          <w:jc w:val="center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4E94F1" w14:textId="5E06A441" w:rsidR="006B36F6" w:rsidRPr="006B36F6" w:rsidRDefault="007A5B66" w:rsidP="006B36F6">
    <w:pPr>
      <w:pStyle w:val="Footer"/>
      <w:rPr>
        <w:noProof/>
      </w:rPr>
    </w:pPr>
    <w:r>
      <w:rPr>
        <w:color w:val="0070C0"/>
      </w:rPr>
      <w:t>Arm School</w:t>
    </w:r>
    <w:r w:rsidR="006B36F6" w:rsidRPr="00E14BCA">
      <w:rPr>
        <w:color w:val="0070C0"/>
      </w:rPr>
      <w:t xml:space="preserve"> Program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3E0524" w14:textId="77777777" w:rsidR="003B55BF" w:rsidRDefault="003B55BF" w:rsidP="006B36F6">
      <w:pPr>
        <w:spacing w:after="0" w:line="240" w:lineRule="auto"/>
      </w:pPr>
      <w:r>
        <w:separator/>
      </w:r>
    </w:p>
  </w:footnote>
  <w:footnote w:type="continuationSeparator" w:id="0">
    <w:p w14:paraId="0A47B1F6" w14:textId="77777777" w:rsidR="003B55BF" w:rsidRDefault="003B55BF" w:rsidP="006B3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E96DBA" w14:textId="3650ADA3" w:rsidR="006B36F6" w:rsidRDefault="00F1388C">
    <w:pPr>
      <w:pStyle w:val="Header"/>
    </w:pPr>
    <w:r>
      <w:rPr>
        <w:noProof/>
      </w:rPr>
      <w:drawing>
        <wp:anchor distT="0" distB="0" distL="114300" distR="114300" simplePos="0" relativeHeight="251659264" behindDoc="1" locked="0" layoutInCell="1" allowOverlap="1" wp14:anchorId="50221244" wp14:editId="7E0F6565">
          <wp:simplePos x="0" y="0"/>
          <wp:positionH relativeFrom="margin">
            <wp:posOffset>4076700</wp:posOffset>
          </wp:positionH>
          <wp:positionV relativeFrom="paragraph">
            <wp:posOffset>-342900</wp:posOffset>
          </wp:positionV>
          <wp:extent cx="2781300" cy="404495"/>
          <wp:effectExtent l="0" t="0" r="0" b="0"/>
          <wp:wrapTight wrapText="bothSides">
            <wp:wrapPolygon edited="0">
              <wp:start x="0" y="0"/>
              <wp:lineTo x="0" y="20345"/>
              <wp:lineTo x="21452" y="20345"/>
              <wp:lineTo x="21452" y="0"/>
              <wp:lineTo x="0" y="0"/>
            </wp:wrapPolygon>
          </wp:wrapTight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ASP logo v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81300" cy="4044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2A7A86"/>
    <w:multiLevelType w:val="hybridMultilevel"/>
    <w:tmpl w:val="4E66FA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FA3F86"/>
    <w:multiLevelType w:val="hybridMultilevel"/>
    <w:tmpl w:val="7F08C7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0406F1"/>
    <w:multiLevelType w:val="hybridMultilevel"/>
    <w:tmpl w:val="074687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F56766"/>
    <w:multiLevelType w:val="hybridMultilevel"/>
    <w:tmpl w:val="1340EE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B2018B"/>
    <w:multiLevelType w:val="hybridMultilevel"/>
    <w:tmpl w:val="C534E9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FC009B"/>
    <w:multiLevelType w:val="hybridMultilevel"/>
    <w:tmpl w:val="C85C2A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104AD7"/>
    <w:multiLevelType w:val="hybridMultilevel"/>
    <w:tmpl w:val="BE7880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8414BC"/>
    <w:multiLevelType w:val="multilevel"/>
    <w:tmpl w:val="24DEC8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94F11E4"/>
    <w:multiLevelType w:val="hybridMultilevel"/>
    <w:tmpl w:val="344C96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0"/>
  </w:num>
  <w:num w:numId="4">
    <w:abstractNumId w:val="3"/>
  </w:num>
  <w:num w:numId="5">
    <w:abstractNumId w:val="1"/>
  </w:num>
  <w:num w:numId="6">
    <w:abstractNumId w:val="4"/>
  </w:num>
  <w:num w:numId="7">
    <w:abstractNumId w:val="5"/>
  </w:num>
  <w:num w:numId="8">
    <w:abstractNumId w:val="2"/>
  </w:num>
  <w:num w:numId="9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G Edgell">
    <w15:presenceInfo w15:providerId="AD" w15:userId="S::gde@kingswood.bath.sch.uk::a9a89249-df55-4a2f-9cf1-c8d76e6fc61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trackRevision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74F"/>
    <w:rsid w:val="00010B91"/>
    <w:rsid w:val="000751A3"/>
    <w:rsid w:val="0008457D"/>
    <w:rsid w:val="000C0D82"/>
    <w:rsid w:val="000E633D"/>
    <w:rsid w:val="001D3E62"/>
    <w:rsid w:val="00262B71"/>
    <w:rsid w:val="002C21F9"/>
    <w:rsid w:val="002C77FD"/>
    <w:rsid w:val="002E70C3"/>
    <w:rsid w:val="002F79FF"/>
    <w:rsid w:val="00303314"/>
    <w:rsid w:val="003268D4"/>
    <w:rsid w:val="00393C71"/>
    <w:rsid w:val="003B55BF"/>
    <w:rsid w:val="00430444"/>
    <w:rsid w:val="00463B37"/>
    <w:rsid w:val="004707BA"/>
    <w:rsid w:val="00492EC5"/>
    <w:rsid w:val="00500BAE"/>
    <w:rsid w:val="0050517C"/>
    <w:rsid w:val="00524EED"/>
    <w:rsid w:val="005535F1"/>
    <w:rsid w:val="0059339C"/>
    <w:rsid w:val="005E1F6C"/>
    <w:rsid w:val="005E7112"/>
    <w:rsid w:val="005F5105"/>
    <w:rsid w:val="00620547"/>
    <w:rsid w:val="00691243"/>
    <w:rsid w:val="006B36F6"/>
    <w:rsid w:val="007267DC"/>
    <w:rsid w:val="0076387A"/>
    <w:rsid w:val="00780D09"/>
    <w:rsid w:val="007A5B66"/>
    <w:rsid w:val="007E01BA"/>
    <w:rsid w:val="00822C59"/>
    <w:rsid w:val="008437B2"/>
    <w:rsid w:val="008927E9"/>
    <w:rsid w:val="008B0E47"/>
    <w:rsid w:val="008C1C3A"/>
    <w:rsid w:val="008C6D76"/>
    <w:rsid w:val="008C72FA"/>
    <w:rsid w:val="008D4745"/>
    <w:rsid w:val="008D6549"/>
    <w:rsid w:val="008F13CC"/>
    <w:rsid w:val="008F7508"/>
    <w:rsid w:val="0090526F"/>
    <w:rsid w:val="00923F20"/>
    <w:rsid w:val="00953671"/>
    <w:rsid w:val="009B3136"/>
    <w:rsid w:val="009C5BB8"/>
    <w:rsid w:val="009D3297"/>
    <w:rsid w:val="009E2854"/>
    <w:rsid w:val="009F1E4A"/>
    <w:rsid w:val="009F3E27"/>
    <w:rsid w:val="00A13EEC"/>
    <w:rsid w:val="00A21E42"/>
    <w:rsid w:val="00A351FC"/>
    <w:rsid w:val="00A510A5"/>
    <w:rsid w:val="00A75B10"/>
    <w:rsid w:val="00B35CF8"/>
    <w:rsid w:val="00B85018"/>
    <w:rsid w:val="00B85FBE"/>
    <w:rsid w:val="00B956C7"/>
    <w:rsid w:val="00BE23C5"/>
    <w:rsid w:val="00C7544E"/>
    <w:rsid w:val="00D0274F"/>
    <w:rsid w:val="00DB71CF"/>
    <w:rsid w:val="00DE7953"/>
    <w:rsid w:val="00DF5CFC"/>
    <w:rsid w:val="00E14232"/>
    <w:rsid w:val="00E3204E"/>
    <w:rsid w:val="00E37CA5"/>
    <w:rsid w:val="00E469DD"/>
    <w:rsid w:val="00ED35AF"/>
    <w:rsid w:val="00ED3A06"/>
    <w:rsid w:val="00F1388C"/>
    <w:rsid w:val="00F41341"/>
    <w:rsid w:val="00F62315"/>
    <w:rsid w:val="00F709DE"/>
    <w:rsid w:val="00FA1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BC2A80"/>
  <w15:chartTrackingRefBased/>
  <w15:docId w15:val="{A90C7C7C-94FF-4BD6-A157-34AF544A3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21F9"/>
    <w:rPr>
      <w:rFonts w:eastAsiaTheme="minorHAnsi"/>
      <w:lang w:val="en-GB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822C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21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517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B36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36F6"/>
  </w:style>
  <w:style w:type="paragraph" w:styleId="Footer">
    <w:name w:val="footer"/>
    <w:basedOn w:val="Normal"/>
    <w:link w:val="FooterChar"/>
    <w:uiPriority w:val="99"/>
    <w:unhideWhenUsed/>
    <w:rsid w:val="006B36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36F6"/>
  </w:style>
  <w:style w:type="character" w:customStyle="1" w:styleId="Heading1Char">
    <w:name w:val="Heading 1 Char"/>
    <w:basedOn w:val="DefaultParagraphFont"/>
    <w:link w:val="Heading1"/>
    <w:uiPriority w:val="9"/>
    <w:rsid w:val="00822C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051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10B9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0B91"/>
    <w:rPr>
      <w:color w:val="808080"/>
      <w:shd w:val="clear" w:color="auto" w:fill="E6E6E6"/>
    </w:rPr>
  </w:style>
  <w:style w:type="paragraph" w:styleId="NormalWeb">
    <w:name w:val="Normal (Web)"/>
    <w:basedOn w:val="Normal"/>
    <w:uiPriority w:val="99"/>
    <w:unhideWhenUsed/>
    <w:rsid w:val="005E71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E7112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2C21F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 w:eastAsia="en-US" w:bidi="ar-SA"/>
    </w:rPr>
  </w:style>
  <w:style w:type="table" w:styleId="TableGrid">
    <w:name w:val="Table Grid"/>
    <w:basedOn w:val="TableNormal"/>
    <w:uiPriority w:val="39"/>
    <w:rsid w:val="002C21F9"/>
    <w:pPr>
      <w:spacing w:after="0" w:line="240" w:lineRule="auto"/>
    </w:pPr>
    <w:rPr>
      <w:rFonts w:eastAsiaTheme="minorHAnsi"/>
      <w:lang w:val="en-GB"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C21F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62B7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2B71"/>
    <w:rPr>
      <w:rFonts w:ascii="Segoe UI" w:eastAsiaTheme="minorHAnsi" w:hAnsi="Segoe UI" w:cs="Segoe UI"/>
      <w:sz w:val="18"/>
      <w:szCs w:val="18"/>
      <w:lang w:val="en-GB" w:eastAsia="en-US" w:bidi="ar-SA"/>
    </w:rPr>
  </w:style>
  <w:style w:type="character" w:styleId="FollowedHyperlink">
    <w:name w:val="FollowedHyperlink"/>
    <w:basedOn w:val="DefaultParagraphFont"/>
    <w:uiPriority w:val="99"/>
    <w:semiHidden/>
    <w:unhideWhenUsed/>
    <w:rsid w:val="009B3136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9B3136"/>
    <w:pPr>
      <w:spacing w:after="0" w:line="240" w:lineRule="auto"/>
    </w:pPr>
    <w:rPr>
      <w:rFonts w:eastAsiaTheme="minorHAnsi"/>
      <w:lang w:val="en-GB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3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2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9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6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4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93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90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customXml" Target="../customXml/item2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hyperlink" Target="https://makecode.microbit.org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5" Type="http://schemas.openxmlformats.org/officeDocument/2006/relationships/customXml" Target="../customXml/item1.xml"/><Relationship Id="rId2" Type="http://schemas.openxmlformats.org/officeDocument/2006/relationships/styles" Target="styles.xml"/><Relationship Id="rId16" Type="http://schemas.openxmlformats.org/officeDocument/2006/relationships/image" Target="media/image9.tiff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tiff"/><Relationship Id="rId23" Type="http://schemas.microsoft.com/office/2011/relationships/people" Target="people.xml"/><Relationship Id="rId10" Type="http://schemas.openxmlformats.org/officeDocument/2006/relationships/image" Target="media/image3.tiff"/><Relationship Id="rId19" Type="http://schemas.openxmlformats.org/officeDocument/2006/relationships/image" Target="media/image12.tiff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fontTable" Target="fontTable.xml"/><Relationship Id="rId27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676A1452A45D24083204DF2B4C4A7E6" ma:contentTypeVersion="13" ma:contentTypeDescription="Create a new document." ma:contentTypeScope="" ma:versionID="c08024027cf7827068fabf369b03915f">
  <xsd:schema xmlns:xsd="http://www.w3.org/2001/XMLSchema" xmlns:xs="http://www.w3.org/2001/XMLSchema" xmlns:p="http://schemas.microsoft.com/office/2006/metadata/properties" xmlns:ns2="5a9ae11f-5862-4a3d-afb3-82d8dd24186c" xmlns:ns3="af6374c5-0034-47f3-9243-18b7b1b8d55b" targetNamespace="http://schemas.microsoft.com/office/2006/metadata/properties" ma:root="true" ma:fieldsID="1a742488dc4ace83ad4f60daf304c16e" ns2:_="" ns3:_="">
    <xsd:import namespace="5a9ae11f-5862-4a3d-afb3-82d8dd24186c"/>
    <xsd:import namespace="af6374c5-0034-47f3-9243-18b7b1b8d55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9ae11f-5862-4a3d-afb3-82d8dd24186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f6374c5-0034-47f3-9243-18b7b1b8d55b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76B9C76-7AD6-441D-A5D0-385E84A1DC7F}"/>
</file>

<file path=customXml/itemProps2.xml><?xml version="1.0" encoding="utf-8"?>
<ds:datastoreItem xmlns:ds="http://schemas.openxmlformats.org/officeDocument/2006/customXml" ds:itemID="{BE98677D-2532-4897-82FE-364148C23DD8}"/>
</file>

<file path=customXml/itemProps3.xml><?xml version="1.0" encoding="utf-8"?>
<ds:datastoreItem xmlns:ds="http://schemas.openxmlformats.org/officeDocument/2006/customXml" ds:itemID="{4E65834E-A589-4185-A473-302FED353065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4</Pages>
  <Words>350</Words>
  <Characters>2001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Leeman</dc:creator>
  <cp:keywords/>
  <dc:description/>
  <cp:lastModifiedBy>Anon</cp:lastModifiedBy>
  <cp:revision>14</cp:revision>
  <dcterms:created xsi:type="dcterms:W3CDTF">2019-01-13T09:35:00Z</dcterms:created>
  <dcterms:modified xsi:type="dcterms:W3CDTF">2022-03-16T09:59:00Z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0x010100A676A1452A45D24083204DF2B4C4A7E6</vt:lpwstr>
  </property>
</Properties>
</file>